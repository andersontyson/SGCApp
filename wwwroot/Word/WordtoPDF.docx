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xml:space="preserve">,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1B07761A" w14:textId="77777777" w:rsidR="00CC0962" w:rsidRDefault="00CC0962" w:rsidP="00CC0962">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Ind w:w="0" w:type="dxa"/>
        <w:tblLook w:val="04A0" w:firstRow="1" w:lastRow="0" w:firstColumn="1" w:lastColumn="0" w:noHBand="0" w:noVBand="1"/>
      </w:tblPr>
      <w:tblGrid>
        <w:gridCol w:w="9350"/>
      </w:tblGrid>
      <w:tr w:rsidR="00CC0962" w14:paraId="460FAD7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084A8E4D" w14:textId="77777777" w:rsidR="00CC0962" w:rsidRDefault="00CC0962">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2F41E50F" w14:textId="77777777" w:rsidR="00CC0962" w:rsidRDefault="00CC0962">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0DFD3610" w14:textId="77777777" w:rsidR="00CC0962" w:rsidRDefault="00CC0962">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CC0962" w14:paraId="77C3E285"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627ED47F" w14:textId="0C8DF1BF" w:rsidR="00CC0962" w:rsidRDefault="00CC0962">
            <w:pPr>
              <w:spacing w:before="240" w:line="360" w:lineRule="auto"/>
              <w:rPr>
                <w:rFonts w:asciiTheme="majorBidi" w:hAnsiTheme="majorBidi" w:cstheme="majorBidi"/>
              </w:rPr>
            </w:pPr>
            <w:r>
              <w:rPr>
                <w:noProof/>
              </w:rPr>
              <w:drawing>
                <wp:anchor distT="0" distB="0" distL="114300" distR="114300" simplePos="0" relativeHeight="251662336" behindDoc="1" locked="0" layoutInCell="1" allowOverlap="1" wp14:anchorId="2D6F88D6" wp14:editId="2A334940">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2AE14DE3" wp14:editId="0F802018">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AE14DE3"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36AAE84D" w14:textId="77777777" w:rsidR="00CC0962" w:rsidRDefault="00CC0962">
            <w:pPr>
              <w:spacing w:line="360" w:lineRule="auto"/>
              <w:rPr>
                <w:rFonts w:asciiTheme="majorBidi" w:hAnsiTheme="majorBidi" w:cstheme="majorBidi"/>
                <w:b/>
                <w:bCs/>
              </w:rPr>
            </w:pPr>
            <w:r>
              <w:rPr>
                <w:rFonts w:asciiTheme="majorBidi" w:hAnsiTheme="majorBidi" w:cstheme="majorBidi"/>
                <w:b/>
                <w:bCs/>
              </w:rPr>
              <w:t>READINGS :</w:t>
            </w:r>
          </w:p>
          <w:p w14:paraId="559E957B"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3FD982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67ABF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7E1BBA3C" w14:textId="77777777" w:rsidR="00CC0962" w:rsidRDefault="00CC0962" w:rsidP="00CC0962">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08C48F8E" w14:textId="77777777" w:rsidR="00CC0962" w:rsidRDefault="00CC0962" w:rsidP="00CC0962">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CC0962" w14:paraId="71EEDA3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30D60167" w14:textId="77777777" w:rsidR="00CC0962" w:rsidRDefault="00CC0962">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D009447" w14:textId="77777777" w:rsidR="00CC0962" w:rsidRDefault="00CC0962">
            <w:pPr>
              <w:spacing w:line="600" w:lineRule="auto"/>
              <w:rPr>
                <w:rFonts w:asciiTheme="majorBidi" w:hAnsiTheme="majorBidi" w:cstheme="majorBidi"/>
              </w:rPr>
            </w:pPr>
            <w:r>
              <w:rPr>
                <w:rFonts w:asciiTheme="majorBidi" w:hAnsiTheme="majorBidi" w:cstheme="majorBidi"/>
              </w:rPr>
              <w:t xml:space="preserve">No further evaluation is required </w:t>
            </w:r>
            <w:proofErr w:type="gramStart"/>
            <w:r>
              <w:rPr>
                <w:rFonts w:asciiTheme="majorBidi" w:hAnsiTheme="majorBidi" w:cstheme="majorBidi"/>
              </w:rPr>
              <w:t>at this time</w:t>
            </w:r>
            <w:proofErr w:type="gramEnd"/>
            <w:r>
              <w:rPr>
                <w:rFonts w:asciiTheme="majorBidi" w:hAnsiTheme="majorBidi" w:cstheme="majorBidi"/>
              </w:rPr>
              <w:t>.</w:t>
            </w:r>
          </w:p>
          <w:p w14:paraId="3A4522B0" w14:textId="77777777" w:rsidR="00CC0962" w:rsidRDefault="00CC0962">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09508AF0" w14:textId="77777777" w:rsidR="00CC0962" w:rsidRDefault="00CC0962">
            <w:pPr>
              <w:spacing w:line="600" w:lineRule="auto"/>
              <w:rPr>
                <w:rFonts w:asciiTheme="majorBidi" w:hAnsiTheme="majorBidi" w:cstheme="majorBidi"/>
              </w:rPr>
            </w:pPr>
            <w:r>
              <w:rPr>
                <w:rFonts w:asciiTheme="majorBidi" w:hAnsiTheme="majorBidi" w:cstheme="majorBidi"/>
              </w:rPr>
              <w:t>None.</w:t>
            </w:r>
          </w:p>
        </w:tc>
      </w:tr>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74B4006B" w14:textId="23112278"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proofErr w:type="spellStart"/>
      <w:r w:rsidRPr="000A543A">
        <w:rPr>
          <w:u w:val="dashDotHeavy"/>
        </w:rPr>
        <w:t>AdventureWorks</w:t>
      </w:r>
      <w:proofErr w:type="spellEnd"/>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0D7DF" w14:textId="77777777" w:rsidR="00B5240D" w:rsidRDefault="00B5240D" w:rsidP="008139AA">
      <w:r>
        <w:separator/>
      </w:r>
    </w:p>
  </w:endnote>
  <w:endnote w:type="continuationSeparator" w:id="0">
    <w:p w14:paraId="0A26FCB6" w14:textId="77777777" w:rsidR="00B5240D" w:rsidRDefault="00B5240D"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86E30EB-95C1-4E50-8F58-AB92ED7FCC26}"/>
    <w:embedBold r:id="rId2" w:fontKey="{6F9724EC-4776-49EF-9C3A-C2FAF13E6CC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39549E0C-147B-4949-87D2-AD92BA8ED49D}"/>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23D44587-F95D-4962-AD7D-74D5E0AA2760}"/>
  </w:font>
  <w:font w:name="Cambria Math">
    <w:panose1 w:val="02040503050406030204"/>
    <w:charset w:val="00"/>
    <w:family w:val="roman"/>
    <w:pitch w:val="variable"/>
    <w:sig w:usb0="E00006FF" w:usb1="420024FF" w:usb2="02000000" w:usb3="00000000" w:csb0="0000019F" w:csb1="00000000"/>
    <w:embedRegular r:id="rId5" w:fontKey="{9A73DB4C-EBAD-438A-8DBB-D9F0E6631AB4}"/>
    <w:embedItalic r:id="rId6" w:fontKey="{5C628F6F-547D-4235-B65A-EEF006FA8A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FCD83" w14:textId="77777777" w:rsidR="00B5240D" w:rsidRDefault="00B5240D" w:rsidP="008139AA">
      <w:r>
        <w:separator/>
      </w:r>
    </w:p>
  </w:footnote>
  <w:footnote w:type="continuationSeparator" w:id="0">
    <w:p w14:paraId="718D022F" w14:textId="77777777" w:rsidR="00B5240D" w:rsidRDefault="00B5240D"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1"/>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96F79"/>
    <w:rsid w:val="000A543A"/>
    <w:rsid w:val="0015312D"/>
    <w:rsid w:val="0015734A"/>
    <w:rsid w:val="00177E87"/>
    <w:rsid w:val="0021330C"/>
    <w:rsid w:val="00252D3F"/>
    <w:rsid w:val="00256A98"/>
    <w:rsid w:val="00393AA2"/>
    <w:rsid w:val="003F7174"/>
    <w:rsid w:val="004B244C"/>
    <w:rsid w:val="004B4CD7"/>
    <w:rsid w:val="00525AD4"/>
    <w:rsid w:val="005B35BF"/>
    <w:rsid w:val="00642E0E"/>
    <w:rsid w:val="00655490"/>
    <w:rsid w:val="00667E1D"/>
    <w:rsid w:val="006B52F0"/>
    <w:rsid w:val="007B2972"/>
    <w:rsid w:val="007D3AF8"/>
    <w:rsid w:val="008139AA"/>
    <w:rsid w:val="008973AF"/>
    <w:rsid w:val="0091671A"/>
    <w:rsid w:val="00922E85"/>
    <w:rsid w:val="00985F31"/>
    <w:rsid w:val="00A3705A"/>
    <w:rsid w:val="00A52425"/>
    <w:rsid w:val="00A63E50"/>
    <w:rsid w:val="00A84F0D"/>
    <w:rsid w:val="00AE611F"/>
    <w:rsid w:val="00B25867"/>
    <w:rsid w:val="00B5240D"/>
    <w:rsid w:val="00C00E65"/>
    <w:rsid w:val="00C11F99"/>
    <w:rsid w:val="00C77CE5"/>
    <w:rsid w:val="00CC0962"/>
    <w:rsid w:val="00CE3FF8"/>
    <w:rsid w:val="00CF2A44"/>
    <w:rsid w:val="00D26968"/>
    <w:rsid w:val="00D43187"/>
    <w:rsid w:val="00D60DEC"/>
    <w:rsid w:val="00D778D1"/>
    <w:rsid w:val="00D84028"/>
    <w:rsid w:val="00DD0316"/>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microsoft.com/office/2011/relationships/people" Target="people.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A69DA"/>
    <w:rsid w:val="003E090D"/>
    <w:rsid w:val="00406136"/>
    <w:rsid w:val="00507984"/>
    <w:rsid w:val="00560EDF"/>
    <w:rsid w:val="008E1E52"/>
    <w:rsid w:val="00B431D5"/>
    <w:rsid w:val="00BA6E4F"/>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3</Pages>
  <Words>512</Words>
  <Characters>2923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Dharanitharan Ayyasamy</cp:lastModifiedBy>
  <cp:revision>16</cp:revision>
  <dcterms:created xsi:type="dcterms:W3CDTF">2020-06-22T08:21:00Z</dcterms:created>
  <dcterms:modified xsi:type="dcterms:W3CDTF">2023-12-06T14:01:00Z</dcterms:modified>
</cp:coreProperties>
</file>